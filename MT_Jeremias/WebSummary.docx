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65AC1D" w14:textId="77777777" w:rsidR="009261BC" w:rsidRDefault="00DC21A9" w:rsidP="00DC21A9">
      <w:pPr>
        <w:pStyle w:val="Title"/>
        <w:rPr>
          <w:lang w:val="en-US"/>
        </w:rPr>
      </w:pPr>
      <w:r w:rsidRPr="00DC21A9">
        <w:rPr>
          <w:lang w:val="en-US"/>
        </w:rPr>
        <w:t>Numerical Energy Analysis of PV Modules as Adaptive Building Shading Systems</w:t>
      </w:r>
    </w:p>
    <w:p w14:paraId="5888D197" w14:textId="77777777" w:rsidR="00DC21A9" w:rsidRDefault="00DC21A9" w:rsidP="00CD2F07">
      <w:pPr>
        <w:rPr>
          <w:lang w:val="en-US"/>
        </w:rPr>
      </w:pPr>
    </w:p>
    <w:p w14:paraId="13DD6DD7" w14:textId="77777777" w:rsidR="00CD2F07" w:rsidRPr="00CD2F07" w:rsidRDefault="00CD2F07" w:rsidP="00CD2F07">
      <w:pPr>
        <w:rPr>
          <w:rStyle w:val="Strong"/>
          <w:lang w:eastAsia="de-CH"/>
        </w:rPr>
      </w:pPr>
      <w:r w:rsidRPr="00CD2F07">
        <w:rPr>
          <w:rStyle w:val="Strong"/>
          <w:lang w:eastAsia="de-CH"/>
        </w:rPr>
        <w:t>Student</w:t>
      </w:r>
      <w:r>
        <w:rPr>
          <w:rStyle w:val="Strong"/>
          <w:lang w:eastAsia="de-CH"/>
        </w:rPr>
        <w:t>: Jeremias Schmidli</w:t>
      </w:r>
      <w:r w:rsidRPr="00CD2F07">
        <w:rPr>
          <w:rStyle w:val="Strong"/>
          <w:lang w:eastAsia="de-CH"/>
        </w:rPr>
        <w:t xml:space="preserve">, </w:t>
      </w:r>
      <w:proofErr w:type="spellStart"/>
      <w:r w:rsidRPr="00CD2F07">
        <w:rPr>
          <w:rStyle w:val="Strong"/>
          <w:lang w:eastAsia="de-CH"/>
        </w:rPr>
        <w:t>MSc</w:t>
      </w:r>
      <w:proofErr w:type="spellEnd"/>
      <w:r w:rsidRPr="00CD2F07">
        <w:rPr>
          <w:rStyle w:val="Strong"/>
          <w:lang w:eastAsia="de-CH"/>
        </w:rPr>
        <w:t xml:space="preserve"> MEST</w:t>
      </w:r>
    </w:p>
    <w:p w14:paraId="30CB9EBC" w14:textId="77777777" w:rsidR="00CD2F07" w:rsidRPr="00CD2F07" w:rsidDel="00FB467F" w:rsidRDefault="00CD2F07" w:rsidP="00DC21A9">
      <w:pPr>
        <w:rPr>
          <w:del w:id="0" w:author="Prageeth Jayathissa" w:date="2016-05-30T20:34:00Z"/>
        </w:rPr>
      </w:pPr>
    </w:p>
    <w:p w14:paraId="0E954CAB" w14:textId="77777777" w:rsidR="00DC21A9" w:rsidRPr="00DC21A9" w:rsidRDefault="00DC21A9" w:rsidP="00DC21A9">
      <w:pPr>
        <w:rPr>
          <w:lang w:val="en-US"/>
        </w:rPr>
      </w:pPr>
      <w:bookmarkStart w:id="1" w:name="_GoBack"/>
      <w:bookmarkEnd w:id="1"/>
      <w:r w:rsidRPr="00DC21A9">
        <w:rPr>
          <w:lang w:val="en-US"/>
        </w:rPr>
        <w:t xml:space="preserve">This </w:t>
      </w:r>
      <w:r>
        <w:rPr>
          <w:lang w:val="en-US"/>
        </w:rPr>
        <w:t>thesis developed</w:t>
      </w:r>
      <w:r w:rsidRPr="00DC21A9">
        <w:rPr>
          <w:lang w:val="en-US"/>
        </w:rPr>
        <w:t xml:space="preserve"> a methodology to simultaneously calculate the building energy demand and the PV electricity production of a building with PV modules as adaptive building shading systems. A parametric model was built for dynamic evaluations and optimizations of such a system. A case study was then performed on a model representing the prototype of the ASF at the House of Na</w:t>
      </w:r>
      <w:r>
        <w:rPr>
          <w:lang w:val="en-US"/>
        </w:rPr>
        <w:t xml:space="preserve">tural Resources at ETH Zurich. </w:t>
      </w:r>
    </w:p>
    <w:p w14:paraId="10AB02B5" w14:textId="77777777" w:rsidR="00DC21A9" w:rsidRDefault="00DC21A9" w:rsidP="00DC21A9">
      <w:pPr>
        <w:rPr>
          <w:lang w:val="en-US"/>
        </w:rPr>
      </w:pPr>
      <w:r w:rsidRPr="00DC21A9">
        <w:rPr>
          <w:lang w:val="en-US"/>
        </w:rPr>
        <w:t>It was possible to find the optimizing configurations of the described system as well as the corresponding building energy demand. Furthermore, various influences were evaluated including sensitivities on the building orientation, the geographic location, the control strategy, and the building system parameters.</w:t>
      </w:r>
      <w:ins w:id="2" w:author="Prageeth Jayathissa" w:date="2016-05-30T20:30:00Z">
        <w:r w:rsidR="00FB467F">
          <w:rPr>
            <w:lang w:val="en-US"/>
          </w:rPr>
          <w:t xml:space="preserve"> The work was published in two conference papers </w:t>
        </w:r>
      </w:ins>
      <w:r w:rsidRPr="00DC21A9">
        <w:rPr>
          <w:lang w:val="en-US"/>
        </w:rPr>
        <w:t xml:space="preserve"> </w:t>
      </w:r>
      <w:ins w:id="3" w:author="Prageeth Jayathissa" w:date="2016-05-30T20:31:00Z">
        <w:r w:rsidR="00FB467F">
          <w:rPr>
            <w:lang w:val="en-US"/>
          </w:rPr>
          <w:t>“Energy Analysis of Dynamic BIPV Modules as Adaptive Shading Systems”</w:t>
        </w:r>
      </w:ins>
      <w:ins w:id="4" w:author="Prageeth Jayathissa" w:date="2016-05-30T20:32:00Z">
        <w:r w:rsidR="00FB467F">
          <w:rPr>
            <w:lang w:val="en-US"/>
          </w:rPr>
          <w:t xml:space="preserve"> (PVSEC 2016) and “Energetic performance and system design of adaptive photovoltaic envelopes (</w:t>
        </w:r>
        <w:proofErr w:type="spellStart"/>
        <w:r w:rsidR="00FB467F">
          <w:rPr>
            <w:lang w:val="en-US"/>
          </w:rPr>
          <w:t>Forschen</w:t>
        </w:r>
        <w:proofErr w:type="spellEnd"/>
        <w:r w:rsidR="00FB467F">
          <w:rPr>
            <w:lang w:val="en-US"/>
          </w:rPr>
          <w:t xml:space="preserve"> </w:t>
        </w:r>
        <w:proofErr w:type="spellStart"/>
        <w:r w:rsidR="00FB467F">
          <w:rPr>
            <w:lang w:val="en-US"/>
          </w:rPr>
          <w:t>für</w:t>
        </w:r>
        <w:proofErr w:type="spellEnd"/>
        <w:r w:rsidR="00FB467F">
          <w:rPr>
            <w:lang w:val="en-US"/>
          </w:rPr>
          <w:t xml:space="preserve"> den </w:t>
        </w:r>
        <w:proofErr w:type="spellStart"/>
        <w:r w:rsidR="00FB467F">
          <w:rPr>
            <w:lang w:val="en-US"/>
          </w:rPr>
          <w:t>Bau</w:t>
        </w:r>
        <w:proofErr w:type="spellEnd"/>
        <w:r w:rsidR="00FB467F">
          <w:rPr>
            <w:lang w:val="en-US"/>
          </w:rPr>
          <w:t xml:space="preserve"> </w:t>
        </w:r>
        <w:proofErr w:type="spellStart"/>
        <w:r w:rsidR="00FB467F">
          <w:rPr>
            <w:lang w:val="en-US"/>
          </w:rPr>
          <w:t>im</w:t>
        </w:r>
        <w:proofErr w:type="spellEnd"/>
        <w:r w:rsidR="00FB467F">
          <w:rPr>
            <w:lang w:val="en-US"/>
          </w:rPr>
          <w:t xml:space="preserve"> </w:t>
        </w:r>
        <w:proofErr w:type="spellStart"/>
        <w:r w:rsidR="00FB467F">
          <w:rPr>
            <w:lang w:val="en-US"/>
          </w:rPr>
          <w:t>Kontext</w:t>
        </w:r>
        <w:proofErr w:type="spellEnd"/>
        <w:r w:rsidR="00FB467F">
          <w:rPr>
            <w:lang w:val="en-US"/>
          </w:rPr>
          <w:t xml:space="preserve"> von </w:t>
        </w:r>
        <w:proofErr w:type="spellStart"/>
        <w:r w:rsidR="00FB467F">
          <w:rPr>
            <w:lang w:val="en-US"/>
          </w:rPr>
          <w:t>Energie</w:t>
        </w:r>
        <w:proofErr w:type="spellEnd"/>
        <w:r w:rsidR="00FB467F">
          <w:rPr>
            <w:lang w:val="en-US"/>
          </w:rPr>
          <w:t xml:space="preserve"> und </w:t>
        </w:r>
        <w:proofErr w:type="spellStart"/>
        <w:r w:rsidR="00FB467F">
          <w:rPr>
            <w:lang w:val="en-US"/>
          </w:rPr>
          <w:t>Umwelt</w:t>
        </w:r>
        <w:proofErr w:type="spellEnd"/>
        <w:r w:rsidR="00FB467F">
          <w:rPr>
            <w:lang w:val="en-US"/>
          </w:rPr>
          <w:t xml:space="preserve"> 2016)</w:t>
        </w:r>
      </w:ins>
      <w:del w:id="5" w:author="Prageeth Jayathissa" w:date="2016-05-30T20:30:00Z">
        <w:r w:rsidRPr="00DC21A9" w:rsidDel="00FB467F">
          <w:rPr>
            <w:lang w:val="en-US"/>
          </w:rPr>
          <w:delText>For the chosen base case evaluation, ener</w:delText>
        </w:r>
        <w:r w:rsidR="008D6A99" w:rsidDel="00FB467F">
          <w:rPr>
            <w:lang w:val="en-US"/>
          </w:rPr>
          <w:delText>gy benefits of 9</w:delText>
        </w:r>
        <w:r w:rsidRPr="00DC21A9" w:rsidDel="00FB467F">
          <w:rPr>
            <w:lang w:val="en-US"/>
          </w:rPr>
          <w:delText>% were obtained when compared to a fixed solar facade at the most beneficial angle. The corresponding PV electricity output is able to com</w:delText>
        </w:r>
        <w:r w:rsidR="008D6A99" w:rsidDel="00FB467F">
          <w:rPr>
            <w:lang w:val="en-US"/>
          </w:rPr>
          <w:delText>pensate for 41</w:delText>
        </w:r>
        <w:r w:rsidRPr="00DC21A9" w:rsidDel="00FB467F">
          <w:rPr>
            <w:lang w:val="en-US"/>
          </w:rPr>
          <w:delText>% of the total building energy</w:delText>
        </w:r>
        <w:r w:rsidR="00B334F6" w:rsidDel="00FB467F">
          <w:rPr>
            <w:lang w:val="en-US"/>
          </w:rPr>
          <w:delText xml:space="preserve"> demand</w:delText>
        </w:r>
        <w:r w:rsidRPr="00DC21A9" w:rsidDel="00FB467F">
          <w:rPr>
            <w:lang w:val="en-US"/>
          </w:rPr>
          <w:delText xml:space="preserve">. </w:delText>
        </w:r>
      </w:del>
    </w:p>
    <w:p w14:paraId="0B939148" w14:textId="77777777" w:rsidR="00DC21A9" w:rsidRDefault="00DC21A9" w:rsidP="00DC21A9">
      <w:pPr>
        <w:rPr>
          <w:lang w:val="en-US"/>
        </w:rPr>
      </w:pPr>
    </w:p>
    <w:p w14:paraId="37391B1F" w14:textId="77777777" w:rsidR="00DC21A9" w:rsidRDefault="00DC21A9" w:rsidP="00DC21A9">
      <w:pPr>
        <w:jc w:val="center"/>
        <w:rPr>
          <w:lang w:val="en-US"/>
        </w:rPr>
      </w:pPr>
      <w:r>
        <w:rPr>
          <w:lang w:val="en-US"/>
        </w:rPr>
        <w:object w:dxaOrig="24690" w:dyaOrig="13290" w14:anchorId="246AC6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2pt;height:122.95pt" o:ole="">
            <v:imagedata r:id="rId5" o:title=""/>
          </v:shape>
          <o:OLEObject Type="Embed" ProgID="Acrobat.Document.11" ShapeID="_x0000_i1025" DrawAspect="Content" ObjectID="_1400001669" r:id="rId6"/>
        </w:object>
      </w:r>
      <w:r w:rsidR="007E0DC8">
        <w:rPr>
          <w:noProof/>
          <w:lang w:val="en-US"/>
        </w:rPr>
        <w:drawing>
          <wp:inline distT="0" distB="0" distL="0" distR="0" wp14:anchorId="2F592593" wp14:editId="0A034B5A">
            <wp:extent cx="2078498" cy="1552162"/>
            <wp:effectExtent l="0" t="0" r="0" b="0"/>
            <wp:docPr id="2" name="Grafik 2" descr="C:\Users\Assistenz\ASF_Simulation\MT_Jeremias\Latex_ThesisTemplate\figures\explodedAS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sistenz\ASF_Simulation\MT_Jeremias\Latex_ThesisTemplate\figures\explodedASFV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94069" cy="1563790"/>
                    </a:xfrm>
                    <a:prstGeom prst="rect">
                      <a:avLst/>
                    </a:prstGeom>
                    <a:noFill/>
                    <a:ln>
                      <a:noFill/>
                    </a:ln>
                  </pic:spPr>
                </pic:pic>
              </a:graphicData>
            </a:graphic>
          </wp:inline>
        </w:drawing>
      </w:r>
    </w:p>
    <w:p w14:paraId="24D2554C" w14:textId="77777777" w:rsidR="00DA6912" w:rsidRDefault="00DA6912" w:rsidP="00DC21A9">
      <w:pPr>
        <w:jc w:val="center"/>
        <w:rPr>
          <w:lang w:val="en-US"/>
        </w:rPr>
      </w:pPr>
    </w:p>
    <w:p w14:paraId="341F00B4" w14:textId="77777777" w:rsidR="00DC21A9" w:rsidRPr="00DC21A9" w:rsidRDefault="00DA6912" w:rsidP="00DA6912">
      <w:pPr>
        <w:jc w:val="center"/>
        <w:rPr>
          <w:lang w:val="en-US"/>
        </w:rPr>
      </w:pPr>
      <w:r>
        <w:rPr>
          <w:lang w:val="en-US"/>
        </w:rPr>
        <w:object w:dxaOrig="17281" w:dyaOrig="8610" w14:anchorId="3B6E7218">
          <v:shape id="_x0000_i1026" type="#_x0000_t75" style="width:447.5pt;height:223.75pt" o:ole="">
            <v:imagedata r:id="rId8" o:title=""/>
          </v:shape>
          <o:OLEObject Type="Embed" ProgID="Acrobat.Document.11" ShapeID="_x0000_i1026" DrawAspect="Content" ObjectID="_1400001670" r:id="rId9"/>
        </w:object>
      </w:r>
    </w:p>
    <w:sectPr w:rsidR="00DC21A9" w:rsidRPr="00DC21A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trackRevision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21A9"/>
    <w:rsid w:val="00475C11"/>
    <w:rsid w:val="004E7F25"/>
    <w:rsid w:val="007E0DC8"/>
    <w:rsid w:val="008D6A99"/>
    <w:rsid w:val="00B334F6"/>
    <w:rsid w:val="00CD2F07"/>
    <w:rsid w:val="00CE5642"/>
    <w:rsid w:val="00DA6912"/>
    <w:rsid w:val="00DC21A9"/>
    <w:rsid w:val="00FB467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222B7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DA69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CD2F07"/>
    <w:pPr>
      <w:spacing w:before="100" w:beforeAutospacing="1" w:after="100" w:afterAutospacing="1" w:line="240" w:lineRule="auto"/>
      <w:outlineLvl w:val="3"/>
    </w:pPr>
    <w:rPr>
      <w:rFonts w:ascii="Times New Roman" w:eastAsia="Times New Roman" w:hAnsi="Times New Roman" w:cs="Times New Roman"/>
      <w:b/>
      <w:bCs/>
      <w:sz w:val="24"/>
      <w:szCs w:val="24"/>
      <w:lang w:eastAsia="de-C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C21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21A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CD2F07"/>
    <w:rPr>
      <w:rFonts w:ascii="Times New Roman" w:eastAsia="Times New Roman" w:hAnsi="Times New Roman" w:cs="Times New Roman"/>
      <w:b/>
      <w:bCs/>
      <w:sz w:val="24"/>
      <w:szCs w:val="24"/>
      <w:lang w:eastAsia="de-CH"/>
    </w:rPr>
  </w:style>
  <w:style w:type="character" w:styleId="Strong">
    <w:name w:val="Strong"/>
    <w:basedOn w:val="DefaultParagraphFont"/>
    <w:uiPriority w:val="22"/>
    <w:qFormat/>
    <w:rsid w:val="00CD2F07"/>
    <w:rPr>
      <w:b/>
      <w:bCs/>
    </w:rPr>
  </w:style>
  <w:style w:type="character" w:customStyle="1" w:styleId="Heading3Char">
    <w:name w:val="Heading 3 Char"/>
    <w:basedOn w:val="DefaultParagraphFont"/>
    <w:link w:val="Heading3"/>
    <w:uiPriority w:val="9"/>
    <w:semiHidden/>
    <w:rsid w:val="00DA6912"/>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DA6912"/>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alloonText">
    <w:name w:val="Balloon Text"/>
    <w:basedOn w:val="Normal"/>
    <w:link w:val="BalloonTextChar"/>
    <w:uiPriority w:val="99"/>
    <w:semiHidden/>
    <w:unhideWhenUsed/>
    <w:rsid w:val="00FB467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B467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DA69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CD2F07"/>
    <w:pPr>
      <w:spacing w:before="100" w:beforeAutospacing="1" w:after="100" w:afterAutospacing="1" w:line="240" w:lineRule="auto"/>
      <w:outlineLvl w:val="3"/>
    </w:pPr>
    <w:rPr>
      <w:rFonts w:ascii="Times New Roman" w:eastAsia="Times New Roman" w:hAnsi="Times New Roman" w:cs="Times New Roman"/>
      <w:b/>
      <w:bCs/>
      <w:sz w:val="24"/>
      <w:szCs w:val="24"/>
      <w:lang w:eastAsia="de-C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C21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21A9"/>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CD2F07"/>
    <w:rPr>
      <w:rFonts w:ascii="Times New Roman" w:eastAsia="Times New Roman" w:hAnsi="Times New Roman" w:cs="Times New Roman"/>
      <w:b/>
      <w:bCs/>
      <w:sz w:val="24"/>
      <w:szCs w:val="24"/>
      <w:lang w:eastAsia="de-CH"/>
    </w:rPr>
  </w:style>
  <w:style w:type="character" w:styleId="Strong">
    <w:name w:val="Strong"/>
    <w:basedOn w:val="DefaultParagraphFont"/>
    <w:uiPriority w:val="22"/>
    <w:qFormat/>
    <w:rsid w:val="00CD2F07"/>
    <w:rPr>
      <w:b/>
      <w:bCs/>
    </w:rPr>
  </w:style>
  <w:style w:type="character" w:customStyle="1" w:styleId="Heading3Char">
    <w:name w:val="Heading 3 Char"/>
    <w:basedOn w:val="DefaultParagraphFont"/>
    <w:link w:val="Heading3"/>
    <w:uiPriority w:val="9"/>
    <w:semiHidden/>
    <w:rsid w:val="00DA6912"/>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DA6912"/>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alloonText">
    <w:name w:val="Balloon Text"/>
    <w:basedOn w:val="Normal"/>
    <w:link w:val="BalloonTextChar"/>
    <w:uiPriority w:val="99"/>
    <w:semiHidden/>
    <w:unhideWhenUsed/>
    <w:rsid w:val="00FB467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B467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2964527">
      <w:bodyDiv w:val="1"/>
      <w:marLeft w:val="0"/>
      <w:marRight w:val="0"/>
      <w:marTop w:val="0"/>
      <w:marBottom w:val="0"/>
      <w:divBdr>
        <w:top w:val="none" w:sz="0" w:space="0" w:color="auto"/>
        <w:left w:val="none" w:sz="0" w:space="0" w:color="auto"/>
        <w:bottom w:val="none" w:sz="0" w:space="0" w:color="auto"/>
        <w:right w:val="none" w:sz="0" w:space="0" w:color="auto"/>
      </w:divBdr>
    </w:div>
    <w:div w:id="1725832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oleObject" Target="embeddings/oleObject1.bin"/><Relationship Id="rId7" Type="http://schemas.openxmlformats.org/officeDocument/2006/relationships/image" Target="media/image2.png"/><Relationship Id="rId8" Type="http://schemas.openxmlformats.org/officeDocument/2006/relationships/image" Target="media/image3.emf"/><Relationship Id="rId9" Type="http://schemas.openxmlformats.org/officeDocument/2006/relationships/oleObject" Target="embeddings/oleObject2.bin"/><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Pages>
  <Words>213</Words>
  <Characters>1219</Characters>
  <Application>Microsoft Macintosh Word</Application>
  <DocSecurity>0</DocSecurity>
  <Lines>10</Lines>
  <Paragraphs>2</Paragraphs>
  <ScaleCrop>false</ScaleCrop>
  <HeadingPairs>
    <vt:vector size="2" baseType="variant">
      <vt:variant>
        <vt:lpstr>Titel</vt:lpstr>
      </vt:variant>
      <vt:variant>
        <vt:i4>1</vt:i4>
      </vt:variant>
    </vt:vector>
  </HeadingPairs>
  <TitlesOfParts>
    <vt:vector size="1" baseType="lpstr">
      <vt:lpstr/>
    </vt:vector>
  </TitlesOfParts>
  <Company>ETH Zuerich</Company>
  <LinksUpToDate>false</LinksUpToDate>
  <CharactersWithSpaces>1430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Assistenz</dc:creator>
  <cp:keywords/>
  <dc:description/>
  <cp:lastModifiedBy>Prageeth Jayathissa</cp:lastModifiedBy>
  <cp:revision>7</cp:revision>
  <dcterms:created xsi:type="dcterms:W3CDTF">2016-05-30T09:23:00Z</dcterms:created>
  <dcterms:modified xsi:type="dcterms:W3CDTF">2016-05-30T18:35:00Z</dcterms:modified>
</cp:coreProperties>
</file>